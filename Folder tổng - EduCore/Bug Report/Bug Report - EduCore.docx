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commentRangeStart w:id="0"/>
      <w:r w:rsidDel="00000000" w:rsidR="00000000" w:rsidRPr="00000000">
        <w:rPr/>
        <w:drawing>
          <wp:inline distB="114300" distT="114300" distL="114300" distR="114300">
            <wp:extent cx="5467350" cy="3486150"/>
            <wp:effectExtent b="0" l="0" r="0" t="0"/>
            <wp:docPr id="30"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467350" cy="348615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chọn ngôn ngữ xong một số chỗ không hiện ngôn ngữ đã chọn</w:t>
      </w:r>
    </w:p>
    <w:p w:rsidR="00000000" w:rsidDel="00000000" w:rsidP="00000000" w:rsidRDefault="00000000" w:rsidRPr="00000000" w14:paraId="00000003">
      <w:pPr>
        <w:rPr>
          <w:del w:author="Dương Tùng Anh K19 FPL HNA" w:id="0" w:date="2025-08-25T07:40:51Z"/>
        </w:rPr>
      </w:pPr>
      <w:del w:author="Dương Tùng Anh K19 FPL HNA" w:id="0" w:date="2025-08-25T07:40:51Z">
        <w:commentRangeStart w:id="1"/>
        <w:r w:rsidDel="00000000" w:rsidR="00000000" w:rsidRPr="00000000">
          <w:rPr/>
          <w:drawing>
            <wp:inline distB="114300" distT="114300" distL="114300" distR="114300">
              <wp:extent cx="5731200" cy="21590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159000"/>
                      </a:xfrm>
                      <a:prstGeom prst="rect"/>
                      <a:ln/>
                    </pic:spPr>
                  </pic:pic>
                </a:graphicData>
              </a:graphic>
            </wp:inline>
          </w:drawing>
        </w:r>
        <w:commentRangeStart w:id="2"/>
        <w:r w:rsidDel="00000000" w:rsidR="00000000" w:rsidRPr="00000000">
          <w:rPr>
            <w:rtl w:val="0"/>
          </w:rPr>
        </w:r>
      </w:del>
    </w:p>
    <w:p w:rsidR="00000000" w:rsidDel="00000000" w:rsidP="00000000" w:rsidRDefault="00000000" w:rsidRPr="00000000" w14:paraId="00000004">
      <w:pPr>
        <w:rPr/>
      </w:pPr>
      <w:del w:author="Dương Tùng Anh K19 FPL HNA" w:id="0" w:date="2025-08-25T07:40:51Z">
        <w:commentRangeEnd w:id="2"/>
        <w:r w:rsidDel="00000000" w:rsidR="00000000" w:rsidRPr="00000000">
          <w:commentReference w:id="2"/>
        </w:r>
        <w:r w:rsidDel="00000000" w:rsidR="00000000" w:rsidRPr="00000000">
          <w:rPr>
            <w:rtl w:val="0"/>
          </w:rPr>
          <w:delText xml:space="preserve">phần quiz của admin chưa hoạt động, 3 cái đều hiện 0</w:delText>
        </w:r>
      </w:del>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5">
      <w:pPr>
        <w:rPr>
          <w:del w:author="Dương Tùng Anh (Tunna Duong)" w:id="1" w:date="2025-08-19T14:30:11Z"/>
        </w:rPr>
      </w:pPr>
      <w:del w:author="Dương Tùng Anh (Tunna Duong)" w:id="1" w:date="2025-08-19T14:30:11Z">
        <w:commentRangeStart w:id="3"/>
        <w:r w:rsidDel="00000000" w:rsidR="00000000" w:rsidRPr="00000000">
          <w:rPr/>
          <w:drawing>
            <wp:inline distB="114300" distT="114300" distL="114300" distR="114300">
              <wp:extent cx="5731200" cy="1358900"/>
              <wp:effectExtent b="0" l="0" r="0" t="0"/>
              <wp:docPr id="1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1358900"/>
                      </a:xfrm>
                      <a:prstGeom prst="rect"/>
                      <a:ln/>
                    </pic:spPr>
                  </pic:pic>
                </a:graphicData>
              </a:graphic>
            </wp:inline>
          </w:drawing>
        </w:r>
        <w:r w:rsidDel="00000000" w:rsidR="00000000" w:rsidRPr="00000000">
          <w:rPr>
            <w:rtl w:val="0"/>
          </w:rPr>
        </w:r>
      </w:del>
    </w:p>
    <w:p w:rsidR="00000000" w:rsidDel="00000000" w:rsidP="00000000" w:rsidRDefault="00000000" w:rsidRPr="00000000" w14:paraId="00000006">
      <w:pPr>
        <w:rPr/>
      </w:pPr>
      <w:del w:author="Dương Tùng Anh (Tunna Duong)" w:id="1" w:date="2025-08-19T14:30:11Z">
        <w:r w:rsidDel="00000000" w:rsidR="00000000" w:rsidRPr="00000000">
          <w:rPr>
            <w:rtl w:val="0"/>
          </w:rPr>
          <w:delText xml:space="preserve">lỗi tạo ngân hàng câu hỏi</w:delText>
        </w:r>
      </w:del>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07">
      <w:pPr>
        <w:rPr>
          <w:del w:author="Dương Tùng Anh (Tunna Duong)" w:id="2" w:date="2025-08-20T16:32:58Z"/>
        </w:rPr>
      </w:pPr>
      <w:del w:author="Dương Tùng Anh (Tunna Duong)" w:id="2" w:date="2025-08-20T16:32:58Z">
        <w:commentRangeStart w:id="4"/>
        <w:r w:rsidDel="00000000" w:rsidR="00000000" w:rsidRPr="00000000">
          <w:rPr/>
          <w:drawing>
            <wp:inline distB="114300" distT="114300" distL="114300" distR="114300">
              <wp:extent cx="5731200" cy="1816100"/>
              <wp:effectExtent b="0" l="0" r="0" t="0"/>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816100"/>
                      </a:xfrm>
                      <a:prstGeom prst="rect"/>
                      <a:ln/>
                    </pic:spPr>
                  </pic:pic>
                </a:graphicData>
              </a:graphic>
            </wp:inline>
          </w:drawing>
        </w:r>
        <w:commentRangeEnd w:id="4"/>
        <w:r w:rsidDel="00000000" w:rsidR="00000000" w:rsidRPr="00000000">
          <w:commentReference w:id="4"/>
        </w:r>
        <w:r w:rsidDel="00000000" w:rsidR="00000000" w:rsidRPr="00000000">
          <w:rPr>
            <w:rtl w:val="0"/>
          </w:rPr>
        </w:r>
      </w:del>
    </w:p>
    <w:p w:rsidR="00000000" w:rsidDel="00000000" w:rsidP="00000000" w:rsidRDefault="00000000" w:rsidRPr="00000000" w14:paraId="00000008">
      <w:pPr>
        <w:rPr/>
      </w:pPr>
      <w:del w:author="Dương Tùng Anh (Tunna Duong)" w:id="2" w:date="2025-08-20T16:32:58Z">
        <w:r w:rsidDel="00000000" w:rsidR="00000000" w:rsidRPr="00000000">
          <w:rPr>
            <w:rtl w:val="0"/>
          </w:rPr>
          <w:delText xml:space="preserve">phần số điện thoại có thể hiện chữ - để nghị số điện thoại thì chỉ hiện số thôi</w:delText>
        </w:r>
      </w:del>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del w:author="Dương Tùng Anh (Tunna Duong)" w:id="3" w:date="2025-08-20T16:32:40Z"/>
        </w:rPr>
      </w:pPr>
      <w:del w:author="Dương Tùng Anh (Tunna Duong)" w:id="3" w:date="2025-08-20T16:32:40Z">
        <w:commentRangeStart w:id="5"/>
        <w:r w:rsidDel="00000000" w:rsidR="00000000" w:rsidRPr="00000000">
          <w:rPr>
            <w:rtl w:val="0"/>
          </w:rPr>
          <w:delText xml:space="preserve">không có nút tạo bài tập</w:delText>
        </w:r>
        <w:commentRangeEnd w:id="5"/>
        <w:r w:rsidDel="00000000" w:rsidR="00000000" w:rsidRPr="00000000">
          <w:commentReference w:id="5"/>
        </w:r>
        <w:r w:rsidDel="00000000" w:rsidR="00000000" w:rsidRPr="00000000">
          <w:rPr>
            <w:rtl w:val="0"/>
          </w:rPr>
        </w:r>
      </w:del>
    </w:p>
    <w:p w:rsidR="00000000" w:rsidDel="00000000" w:rsidP="00000000" w:rsidRDefault="00000000" w:rsidRPr="00000000" w14:paraId="0000000B">
      <w:pPr>
        <w:rPr/>
      </w:pPr>
      <w:del w:author="Dương Tùng Anh (Tunna Duong)" w:id="3" w:date="2025-08-20T16:32:40Z">
        <w:commentRangeStart w:id="6"/>
        <w:r w:rsidDel="00000000" w:rsidR="00000000" w:rsidRPr="00000000">
          <w:rPr/>
          <w:drawing>
            <wp:inline distB="114300" distT="114300" distL="114300" distR="114300">
              <wp:extent cx="5731200" cy="1651000"/>
              <wp:effectExtent b="0" l="0" r="0" t="0"/>
              <wp:docPr id="2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1651000"/>
                      </a:xfrm>
                      <a:prstGeom prst="rect"/>
                      <a:ln/>
                    </pic:spPr>
                  </pic:pic>
                </a:graphicData>
              </a:graphic>
            </wp:inline>
          </w:drawing>
        </w:r>
      </w:del>
      <w:del w:author="Anh Hoàng Tuấn" w:id="4" w:date="2025-08-20T16:55:56Z">
        <w:commentRangeEnd w:id="6"/>
        <w:r w:rsidDel="00000000" w:rsidR="00000000" w:rsidRPr="00000000">
          <w:commentReference w:id="6"/>
        </w:r>
        <w:commentRangeStart w:id="7"/>
        <w:commentRangeStart w:id="8"/>
        <w:r w:rsidDel="00000000" w:rsidR="00000000" w:rsidRPr="00000000">
          <w:rPr/>
          <w:drawing>
            <wp:inline distB="114300" distT="114300" distL="114300" distR="114300">
              <wp:extent cx="5731200" cy="2044700"/>
              <wp:effectExtent b="0" l="0" r="0" t="0"/>
              <wp:docPr id="2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2044700"/>
                      </a:xfrm>
                      <a:prstGeom prst="rect"/>
                      <a:ln/>
                    </pic:spPr>
                  </pic:pic>
                </a:graphicData>
              </a:graphic>
            </wp:inline>
          </w:drawing>
        </w:r>
      </w:del>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nút xóa ở quản lý học viện không hoạt động</w:t>
      </w:r>
    </w:p>
    <w:p w:rsidR="00000000" w:rsidDel="00000000" w:rsidP="00000000" w:rsidRDefault="00000000" w:rsidRPr="00000000" w14:paraId="0000000D">
      <w:pPr>
        <w:rPr/>
      </w:pPr>
      <w:commentRangeStart w:id="9"/>
      <w:commentRangeStart w:id="10"/>
      <w:r w:rsidDel="00000000" w:rsidR="00000000" w:rsidRPr="00000000">
        <w:rPr>
          <w:rtl w:val="0"/>
        </w:rPr>
        <w:t xml:space="preserve">Chấm bài khi vào không hiện class </w:t>
      </w:r>
      <w:r w:rsidDel="00000000" w:rsidR="00000000" w:rsidRPr="00000000">
        <w:rPr>
          <w:rtl w:val="0"/>
        </w:rPr>
        <w:t xml:space="preserve">active xanh dương</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0E">
      <w:pPr>
        <w:rPr>
          <w:del w:author="Dương Tùng Anh (Tunna Duong)" w:id="5" w:date="2025-08-20T16:30:59Z"/>
        </w:rPr>
      </w:pPr>
      <w:del w:author="Dương Tùng Anh (Tunna Duong)" w:id="5" w:date="2025-08-20T16:30:59Z">
        <w:commentRangeStart w:id="11"/>
        <w:r w:rsidDel="00000000" w:rsidR="00000000" w:rsidRPr="00000000">
          <w:rPr/>
          <w:drawing>
            <wp:inline distB="114300" distT="114300" distL="114300" distR="114300">
              <wp:extent cx="5731200" cy="2806700"/>
              <wp:effectExtent b="0" l="0" r="0" t="0"/>
              <wp:docPr id="1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del>
    </w:p>
    <w:p w:rsidR="00000000" w:rsidDel="00000000" w:rsidP="00000000" w:rsidRDefault="00000000" w:rsidRPr="00000000" w14:paraId="0000000F">
      <w:pPr>
        <w:rPr/>
      </w:pPr>
      <w:del w:author="Dương Tùng Anh (Tunna Duong)" w:id="5" w:date="2025-08-20T16:30:59Z">
        <w:r w:rsidDel="00000000" w:rsidR="00000000" w:rsidRPr="00000000">
          <w:rPr>
            <w:rtl w:val="0"/>
          </w:rPr>
          <w:delText xml:space="preserve">Phần kiểm tra &amp; quiz không tạo được bài kiểm tra gửi lên cho lớp học thiếu thông báo error và success thành ra khi tạo thành công hay không thì nó sẽ không hiện cái gì</w:delText>
        </w:r>
      </w:del>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10">
      <w:pPr>
        <w:rPr>
          <w:del w:author="Dương Tùng Anh K19 FPL HNA" w:id="6" w:date="2025-08-25T07:40:09Z"/>
        </w:rPr>
      </w:pPr>
      <w:del w:author="Dương Tùng Anh K19 FPL HNA" w:id="6" w:date="2025-08-25T07:40:09Z">
        <w:commentRangeStart w:id="12"/>
        <w:commentRangeStart w:id="13"/>
        <w:r w:rsidDel="00000000" w:rsidR="00000000" w:rsidRPr="00000000">
          <w:rPr/>
          <w:drawing>
            <wp:inline distB="114300" distT="114300" distL="114300" distR="114300">
              <wp:extent cx="5731200" cy="27432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743200"/>
                      </a:xfrm>
                      <a:prstGeom prst="rect"/>
                      <a:ln/>
                    </pic:spPr>
                  </pic:pic>
                </a:graphicData>
              </a:graphic>
            </wp:inline>
          </w:drawing>
        </w:r>
        <w:commentRangeEnd w:id="12"/>
        <w:r w:rsidDel="00000000" w:rsidR="00000000" w:rsidRPr="00000000">
          <w:commentReference w:id="12"/>
        </w:r>
        <w:r w:rsidDel="00000000" w:rsidR="00000000" w:rsidRPr="00000000">
          <w:rPr>
            <w:rtl w:val="0"/>
          </w:rPr>
        </w:r>
      </w:del>
    </w:p>
    <w:p w:rsidR="00000000" w:rsidDel="00000000" w:rsidP="00000000" w:rsidRDefault="00000000" w:rsidRPr="00000000" w14:paraId="00000011">
      <w:pPr>
        <w:rPr/>
      </w:pPr>
      <w:del w:author="Dương Tùng Anh K19 FPL HNA" w:id="6" w:date="2025-08-25T07:40:09Z">
        <w:r w:rsidDel="00000000" w:rsidR="00000000" w:rsidRPr="00000000">
          <w:rPr>
            <w:rtl w:val="0"/>
          </w:rPr>
          <w:delText xml:space="preserve">phần tạo ngân hàng câu hỏi giao diện admin có giao diện sidebar khác, đang để layout teacher</w:delText>
        </w:r>
      </w:del>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del w:author="Dương Tùng Anh (Tunna Duong)" w:id="7" w:date="2025-09-01T06:58:13Z">
        <w:commentRangeStart w:id="14"/>
        <w:r w:rsidDel="00000000" w:rsidR="00000000" w:rsidRPr="00000000">
          <w:rPr/>
          <w:drawing>
            <wp:inline distB="114300" distT="114300" distL="114300" distR="114300">
              <wp:extent cx="5731200" cy="25146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514600"/>
                      </a:xfrm>
                      <a:prstGeom prst="rect"/>
                      <a:ln/>
                    </pic:spPr>
                  </pic:pic>
                </a:graphicData>
              </a:graphic>
            </wp:inline>
          </w:drawing>
        </w:r>
      </w:del>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Phần Tạo bài học và Tài nguyên không tạo được</w:t>
        <w:br w:type="textWrapping"/>
        <w:t xml:space="preserve">+Phần lick video youtube không gắn được</w:t>
        <w:br w:type="textWrapping"/>
        <w:t xml:space="preserve">+Lưu bài học không được</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18">
      <w:pPr>
        <w:rPr>
          <w:del w:author="Dương Tùng Anh (Tunna Duong)" w:id="8" w:date="2025-08-20T16:30:12Z"/>
        </w:rPr>
      </w:pPr>
      <w:del w:author="Dương Tùng Anh (Tunna Duong)" w:id="8" w:date="2025-08-20T16:30:12Z">
        <w:commentRangeStart w:id="15"/>
        <w:r w:rsidDel="00000000" w:rsidR="00000000" w:rsidRPr="00000000">
          <w:rPr/>
          <w:drawing>
            <wp:inline distB="114300" distT="114300" distL="114300" distR="114300">
              <wp:extent cx="5731200" cy="3022600"/>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022600"/>
                      </a:xfrm>
                      <a:prstGeom prst="rect"/>
                      <a:ln/>
                    </pic:spPr>
                  </pic:pic>
                </a:graphicData>
              </a:graphic>
            </wp:inline>
          </w:drawing>
        </w:r>
        <w:r w:rsidDel="00000000" w:rsidR="00000000" w:rsidRPr="00000000">
          <w:rPr/>
          <w:drawing>
            <wp:inline distB="114300" distT="114300" distL="114300" distR="114300">
              <wp:extent cx="5731200" cy="2222500"/>
              <wp:effectExtent b="0" l="0" r="0" t="0"/>
              <wp:docPr id="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2222500"/>
                      </a:xfrm>
                      <a:prstGeom prst="rect"/>
                      <a:ln/>
                    </pic:spPr>
                  </pic:pic>
                </a:graphicData>
              </a:graphic>
            </wp:inline>
          </w:drawing>
        </w:r>
        <w:r w:rsidDel="00000000" w:rsidR="00000000" w:rsidRPr="00000000">
          <w:rPr>
            <w:rtl w:val="0"/>
          </w:rPr>
        </w:r>
      </w:del>
    </w:p>
    <w:p w:rsidR="00000000" w:rsidDel="00000000" w:rsidP="00000000" w:rsidRDefault="00000000" w:rsidRPr="00000000" w14:paraId="00000019">
      <w:pPr>
        <w:rPr/>
      </w:pPr>
      <w:del w:author="Dương Tùng Anh (Tunna Duong)" w:id="8" w:date="2025-08-20T16:30:12Z">
        <w:commentRangeStart w:id="16"/>
        <w:r w:rsidDel="00000000" w:rsidR="00000000" w:rsidRPr="00000000">
          <w:rPr>
            <w:rtl w:val="0"/>
          </w:rPr>
          <w:delText xml:space="preserve">Lỗi Thống kê thu chi nút quay về thống kê</w:delText>
        </w:r>
      </w:del>
      <w:commentRangeEnd w:id="16"/>
      <w:r w:rsidDel="00000000" w:rsidR="00000000" w:rsidRPr="00000000">
        <w:commentReference w:id="16"/>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1A">
      <w:pPr>
        <w:rPr>
          <w:del w:author="Dương Tùng Anh (Tunna Duong)" w:id="9" w:date="2025-08-20T17:15:25Z"/>
        </w:rPr>
      </w:pPr>
      <w:del w:author="Dương Tùng Anh (Tunna Duong)" w:id="9" w:date="2025-08-20T17:15:25Z">
        <w:commentRangeStart w:id="17"/>
        <w:r w:rsidDel="00000000" w:rsidR="00000000" w:rsidRPr="00000000">
          <w:rPr/>
          <w:drawing>
            <wp:inline distB="114300" distT="114300" distL="114300" distR="114300">
              <wp:extent cx="5734050" cy="1227099"/>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4050" cy="1227099"/>
                      </a:xfrm>
                      <a:prstGeom prst="rect"/>
                      <a:ln/>
                    </pic:spPr>
                  </pic:pic>
                </a:graphicData>
              </a:graphic>
            </wp:inline>
          </w:drawing>
        </w:r>
        <w:r w:rsidDel="00000000" w:rsidR="00000000" w:rsidRPr="00000000">
          <w:rPr>
            <w:rtl w:val="0"/>
          </w:rPr>
        </w:r>
      </w:del>
    </w:p>
    <w:p w:rsidR="00000000" w:rsidDel="00000000" w:rsidP="00000000" w:rsidRDefault="00000000" w:rsidRPr="00000000" w14:paraId="0000001B">
      <w:pPr>
        <w:rPr>
          <w:del w:author="Dương Tùng Anh (Tunna Duong)" w:id="9" w:date="2025-08-20T17:15:25Z"/>
        </w:rPr>
      </w:pPr>
      <w:del w:author="Dương Tùng Anh (Tunna Duong)" w:id="9" w:date="2025-08-20T17:15:25Z">
        <w:r w:rsidDel="00000000" w:rsidR="00000000" w:rsidRPr="00000000">
          <w:rPr>
            <w:rtl w:val="0"/>
          </w:rPr>
          <w:delText xml:space="preserve">nút xóa của tất cả các chức năng đề nghị thống nhất về kiểu như thế này</w:delText>
        </w:r>
      </w:del>
    </w:p>
    <w:p w:rsidR="00000000" w:rsidDel="00000000" w:rsidP="00000000" w:rsidRDefault="00000000" w:rsidRPr="00000000" w14:paraId="0000001C">
      <w:pPr>
        <w:rPr/>
      </w:pPr>
      <w:del w:author="Dương Tùng Anh (Tunna Duong)" w:id="9" w:date="2025-08-20T17:15:25Z">
        <w:r w:rsidDel="00000000" w:rsidR="00000000" w:rsidRPr="00000000">
          <w:rPr/>
          <w:drawing>
            <wp:inline distB="114300" distT="114300" distL="114300" distR="114300">
              <wp:extent cx="5734050" cy="1690688"/>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4050" cy="1690688"/>
                      </a:xfrm>
                      <a:prstGeom prst="rect"/>
                      <a:ln/>
                    </pic:spPr>
                  </pic:pic>
                </a:graphicData>
              </a:graphic>
            </wp:inline>
          </w:drawing>
        </w:r>
      </w:del>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del w:author="Dương Tùng Anh (Tunna Duong)" w:id="10" w:date="2025-08-20T16:28:35Z"/>
        </w:rPr>
      </w:pPr>
      <w:del w:author="Dương Tùng Anh (Tunna Duong)" w:id="10" w:date="2025-08-20T16:28:35Z">
        <w:commentRangeStart w:id="18"/>
        <w:r w:rsidDel="00000000" w:rsidR="00000000" w:rsidRPr="00000000">
          <w:rPr/>
          <w:drawing>
            <wp:inline distB="114300" distT="114300" distL="114300" distR="114300">
              <wp:extent cx="5731200" cy="2730500"/>
              <wp:effectExtent b="0" l="0" r="0" t="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2730500"/>
                      </a:xfrm>
                      <a:prstGeom prst="rect"/>
                      <a:ln/>
                    </pic:spPr>
                  </pic:pic>
                </a:graphicData>
              </a:graphic>
            </wp:inline>
          </w:drawing>
        </w:r>
        <w:r w:rsidDel="00000000" w:rsidR="00000000" w:rsidRPr="00000000">
          <w:rPr>
            <w:rtl w:val="0"/>
          </w:rPr>
        </w:r>
      </w:del>
    </w:p>
    <w:p w:rsidR="00000000" w:rsidDel="00000000" w:rsidP="00000000" w:rsidRDefault="00000000" w:rsidRPr="00000000" w14:paraId="0000001F">
      <w:pPr>
        <w:rPr/>
      </w:pPr>
      <w:del w:author="Dương Tùng Anh (Tunna Duong)" w:id="10" w:date="2025-08-20T16:28:35Z">
        <w:commentRangeStart w:id="19"/>
        <w:r w:rsidDel="00000000" w:rsidR="00000000" w:rsidRPr="00000000">
          <w:rPr>
            <w:rtl w:val="0"/>
          </w:rPr>
          <w:delText xml:space="preserve">mỗi khi thêm người dùng mới ở admin thì phần email: luôn có sẵn số 0987654321 và phần MK cũng có sẵn.</w:delText>
        </w:r>
      </w:del>
      <w:commentRangeEnd w:id="19"/>
      <w:r w:rsidDel="00000000" w:rsidR="00000000" w:rsidRPr="00000000">
        <w:commentReference w:id="19"/>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del w:author="Dương Tùng Anh (Tunna Duong)" w:id="11" w:date="2025-08-20T16:42:33Z">
        <w:commentRangeStart w:id="20"/>
        <w:r w:rsidDel="00000000" w:rsidR="00000000" w:rsidRPr="00000000">
          <w:rPr/>
          <w:drawing>
            <wp:inline distB="114300" distT="114300" distL="114300" distR="114300">
              <wp:extent cx="5731200" cy="2730500"/>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730500"/>
                      </a:xfrm>
                      <a:prstGeom prst="rect"/>
                      <a:ln/>
                    </pic:spPr>
                  </pic:pic>
                </a:graphicData>
              </a:graphic>
            </wp:inline>
          </w:drawing>
        </w:r>
        <w:r w:rsidDel="00000000" w:rsidR="00000000" w:rsidRPr="00000000">
          <w:rPr>
            <w:rtl w:val="0"/>
          </w:rPr>
          <w:br w:type="textWrapping"/>
          <w:delText xml:space="preserve">lỗi giảng viên trung lớp học với chính lớp mình đang dậy.</w:delText>
          <w:br w:type="textWrapping"/>
          <w:delText xml:space="preserve">Khi chỉnh sửa lớp HSK1- cơ bản tối khi cập nhập thì sẽ cảnh báo giảng viên của chính lớp HSK1 - cơ bản tối bị trùng với chính lớp HSK1-cơ bản tối.</w:delText>
        </w:r>
      </w:del>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1816100"/>
            <wp:effectExtent b="0" l="0" r="0" t="0"/>
            <wp:docPr id="3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Quản lý Chat không thể gửi hình ảnh lên </w:t>
      </w:r>
    </w:p>
    <w:p w:rsidR="00000000" w:rsidDel="00000000" w:rsidP="00000000" w:rsidRDefault="00000000" w:rsidRPr="00000000" w14:paraId="00000025">
      <w:pPr>
        <w:rPr/>
      </w:pPr>
      <w:r w:rsidDel="00000000" w:rsidR="00000000" w:rsidRPr="00000000">
        <w:rPr>
          <w:rtl w:val="0"/>
        </w:rPr>
        <w:t xml:space="preserve">Thông b</w:t>
      </w:r>
      <w:r w:rsidDel="00000000" w:rsidR="00000000" w:rsidRPr="00000000">
        <w:rPr>
          <w:rtl w:val="0"/>
        </w:rPr>
        <w:t xml:space="preserve">áo realtime qua trình duyệt nữa</w:t>
      </w:r>
    </w:p>
    <w:p w:rsidR="00000000" w:rsidDel="00000000" w:rsidP="00000000" w:rsidRDefault="00000000" w:rsidRPr="00000000" w14:paraId="00000026">
      <w:pPr>
        <w:rPr/>
      </w:pPr>
      <w:r w:rsidDel="00000000" w:rsidR="00000000" w:rsidRPr="00000000">
        <w:rPr>
          <w:rtl w:val="0"/>
        </w:rPr>
        <w:t xml:space="preserve">chức năng realtime chưa hoạt động, người dùng phải reload lại trang mới thấy tin nhắn</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2641600"/>
            <wp:effectExtent b="0" l="0" r="0" t="0"/>
            <wp:docPr id="1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2705100"/>
            <wp:effectExtent b="0" l="0" r="0" t="0"/>
            <wp:docPr id="1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705100"/>
                    </a:xfrm>
                    <a:prstGeom prst="rect"/>
                    <a:ln/>
                  </pic:spPr>
                </pic:pic>
              </a:graphicData>
            </a:graphic>
          </wp:inline>
        </w:drawing>
      </w:r>
      <w:r w:rsidDel="00000000" w:rsidR="00000000" w:rsidRPr="00000000">
        <w:rPr>
          <w:rtl w:val="0"/>
        </w:rPr>
        <w:br w:type="textWrapping"/>
        <w:t xml:space="preserve">giảng viên không gửi thông báo được cho học sinh trong lớp học.</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270510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br w:type="textWrapping"/>
      </w:r>
      <w:r w:rsidDel="00000000" w:rsidR="00000000" w:rsidRPr="00000000">
        <w:rPr/>
        <w:drawing>
          <wp:inline distB="114300" distT="114300" distL="114300" distR="114300">
            <wp:extent cx="5731200" cy="276860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2768600"/>
                    </a:xfrm>
                    <a:prstGeom prst="rect"/>
                    <a:ln/>
                  </pic:spPr>
                </pic:pic>
              </a:graphicData>
            </a:graphic>
          </wp:inline>
        </w:drawing>
      </w:r>
      <w:r w:rsidDel="00000000" w:rsidR="00000000" w:rsidRPr="00000000">
        <w:rPr>
          <w:rtl w:val="0"/>
        </w:rPr>
        <w:br w:type="textWrapping"/>
        <w:t xml:space="preserve">phần thông báo ở giảng viên không có thông báo tin nhắn mới như ở phần lớp học.</w:t>
      </w:r>
    </w:p>
    <w:p w:rsidR="00000000" w:rsidDel="00000000" w:rsidP="00000000" w:rsidRDefault="00000000" w:rsidRPr="00000000" w14:paraId="0000002D">
      <w:pPr>
        <w:rPr/>
      </w:pPr>
      <w:r w:rsidDel="00000000" w:rsidR="00000000" w:rsidRPr="00000000">
        <w:rPr/>
        <w:drawing>
          <wp:inline distB="114300" distT="114300" distL="114300" distR="114300">
            <wp:extent cx="5731200" cy="2133600"/>
            <wp:effectExtent b="0" l="0" r="0" t="0"/>
            <wp:docPr id="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quản lý Chat ở phải làm mới mới nhận được tin nhắn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2590800"/>
            <wp:effectExtent b="0" l="0" r="0" t="0"/>
            <wp:docPr id="1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5908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1200" cy="2692400"/>
            <wp:effectExtent b="0" l="0" r="0" t="0"/>
            <wp:docPr id="2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2692400"/>
                    </a:xfrm>
                    <a:prstGeom prst="rect"/>
                    <a:ln/>
                  </pic:spPr>
                </pic:pic>
              </a:graphicData>
            </a:graphic>
          </wp:inline>
        </w:drawing>
      </w:r>
      <w:r w:rsidDel="00000000" w:rsidR="00000000" w:rsidRPr="00000000">
        <w:rPr>
          <w:rtl w:val="0"/>
        </w:rPr>
        <w:br w:type="textWrapping"/>
      </w:r>
      <w:commentRangeStart w:id="21"/>
      <w:commentRangeStart w:id="22"/>
      <w:r w:rsidDel="00000000" w:rsidR="00000000" w:rsidRPr="00000000">
        <w:rPr>
          <w:rtl w:val="0"/>
        </w:rPr>
        <w:t xml:space="preserve">tạo bài tập mới ở giảng viên học sinh không nhận đc.</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1981200"/>
            <wp:effectExtent b="0" l="0" r="0" t="0"/>
            <wp:docPr id="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Quản lý đánh giá phần quản lý câu hỏi không thể thêm mới được</w:t>
      </w:r>
    </w:p>
    <w:p w:rsidR="00000000" w:rsidDel="00000000" w:rsidP="00000000" w:rsidRDefault="00000000" w:rsidRPr="00000000" w14:paraId="00000034">
      <w:pPr>
        <w:rPr>
          <w:del w:author="Dương Tùng Anh K19 FPL HNA" w:id="12" w:date="2025-08-25T07:15:44Z"/>
        </w:rPr>
      </w:pPr>
      <w:del w:author="Dương Tùng Anh K19 FPL HNA" w:id="12" w:date="2025-08-25T07:15:44Z">
        <w:commentRangeStart w:id="23"/>
        <w:r w:rsidDel="00000000" w:rsidR="00000000" w:rsidRPr="00000000">
          <w:rPr/>
          <w:drawing>
            <wp:inline distB="114300" distT="114300" distL="114300" distR="114300">
              <wp:extent cx="5486400" cy="9577388"/>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486400" cy="9577388"/>
                      </a:xfrm>
                      <a:prstGeom prst="rect"/>
                      <a:ln/>
                    </pic:spPr>
                  </pic:pic>
                </a:graphicData>
              </a:graphic>
            </wp:inline>
          </w:drawing>
        </w:r>
        <w:r w:rsidDel="00000000" w:rsidR="00000000" w:rsidRPr="00000000">
          <w:rPr>
            <w:rtl w:val="0"/>
          </w:rPr>
        </w:r>
      </w:del>
    </w:p>
    <w:p w:rsidR="00000000" w:rsidDel="00000000" w:rsidP="00000000" w:rsidRDefault="00000000" w:rsidRPr="00000000" w14:paraId="00000035">
      <w:pPr>
        <w:rPr/>
      </w:pPr>
      <w:del w:author="Dương Tùng Anh K19 FPL HNA" w:id="12" w:date="2025-08-25T07:15:44Z">
        <w:commentRangeStart w:id="24"/>
        <w:commentRangeStart w:id="25"/>
        <w:r w:rsidDel="00000000" w:rsidR="00000000" w:rsidRPr="00000000">
          <w:rPr>
            <w:rtl w:val="0"/>
          </w:rPr>
          <w:delText xml:space="preserve">Giao diện điện thoại header hơi dài </w:delText>
        </w:r>
      </w:del>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36">
      <w:pPr>
        <w:rPr>
          <w:del w:author="Dương Tùng Anh K19 FPL HNA" w:id="13" w:date="2025-08-25T07:15:11Z"/>
        </w:rPr>
      </w:pPr>
      <w:del w:author="Dương Tùng Anh K19 FPL HNA" w:id="13" w:date="2025-08-25T07:15:11Z">
        <w:commentRangeStart w:id="26"/>
        <w:r w:rsidDel="00000000" w:rsidR="00000000" w:rsidRPr="00000000">
          <w:rPr/>
          <w:drawing>
            <wp:inline distB="114300" distT="114300" distL="114300" distR="114300">
              <wp:extent cx="5486400" cy="7705725"/>
              <wp:effectExtent b="0" l="0" r="0" t="0"/>
              <wp:docPr id="1" name="image12.jpg"/>
              <a:graphic>
                <a:graphicData uri="http://schemas.openxmlformats.org/drawingml/2006/picture">
                  <pic:pic>
                    <pic:nvPicPr>
                      <pic:cNvPr id="0" name="image12.jpg"/>
                      <pic:cNvPicPr preferRelativeResize="0"/>
                    </pic:nvPicPr>
                    <pic:blipFill>
                      <a:blip r:embed="rId32"/>
                      <a:srcRect b="0" l="0" r="0" t="0"/>
                      <a:stretch>
                        <a:fillRect/>
                      </a:stretch>
                    </pic:blipFill>
                    <pic:spPr>
                      <a:xfrm>
                        <a:off x="0" y="0"/>
                        <a:ext cx="5486400" cy="7705725"/>
                      </a:xfrm>
                      <a:prstGeom prst="rect"/>
                      <a:ln/>
                    </pic:spPr>
                  </pic:pic>
                </a:graphicData>
              </a:graphic>
            </wp:inline>
          </w:drawing>
        </w:r>
        <w:r w:rsidDel="00000000" w:rsidR="00000000" w:rsidRPr="00000000">
          <w:rPr>
            <w:rtl w:val="0"/>
          </w:rPr>
        </w:r>
      </w:del>
    </w:p>
    <w:p w:rsidR="00000000" w:rsidDel="00000000" w:rsidP="00000000" w:rsidRDefault="00000000" w:rsidRPr="00000000" w14:paraId="00000037">
      <w:pPr>
        <w:rPr>
          <w:del w:author="Dương Tùng Anh K19 FPL HNA" w:id="13" w:date="2025-08-25T07:15:11Z"/>
        </w:rPr>
      </w:pPr>
      <w:del w:author="Dương Tùng Anh K19 FPL HNA" w:id="13" w:date="2025-08-25T07:15:11Z">
        <w:r w:rsidDel="00000000" w:rsidR="00000000" w:rsidRPr="00000000">
          <w:rPr>
            <w:rtl w:val="0"/>
          </w:rPr>
          <w:delText xml:space="preserve">Những nút chức năng như thế này tôi đề nghị là khi lên giao diện điện thoại cho ẩn các chữ đi chỉ hiện icon thôi</w:delText>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del>
    </w:p>
    <w:p w:rsidR="00000000" w:rsidDel="00000000" w:rsidP="00000000" w:rsidRDefault="00000000" w:rsidRPr="00000000" w14:paraId="00000038">
      <w:pPr>
        <w:rPr/>
      </w:pP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2463800"/>
            <wp:effectExtent b="0" l="0" r="0" t="0"/>
            <wp:docPr id="3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Trợ lý AI bị lỗi, Trợ lý AI không hiện ở sidebar</w:t>
      </w:r>
    </w:p>
    <w:p w:rsidR="00000000" w:rsidDel="00000000" w:rsidP="00000000" w:rsidRDefault="00000000" w:rsidRPr="00000000" w14:paraId="0000003B">
      <w:pPr>
        <w:rPr/>
      </w:pPr>
      <w:r w:rsidDel="00000000" w:rsidR="00000000" w:rsidRPr="00000000">
        <w:rPr/>
        <w:drawing>
          <wp:inline distB="114300" distT="114300" distL="114300" distR="114300">
            <wp:extent cx="5731200" cy="3162300"/>
            <wp:effectExtent b="0" l="0" r="0" t="0"/>
            <wp:docPr id="2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chức năng tạo ngân hàng câu hỏi của admin và teacher không nên có chữ “và X câu hỏi khác…”</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3"/>
        </w:numPr>
        <w:spacing w:after="0" w:afterAutospacing="0" w:before="240" w:lineRule="auto"/>
        <w:ind w:left="720" w:hanging="360"/>
        <w:rPr>
          <w:sz w:val="20"/>
          <w:szCs w:val="20"/>
        </w:rPr>
      </w:pPr>
      <w:r w:rsidDel="00000000" w:rsidR="00000000" w:rsidRPr="00000000">
        <w:rPr>
          <w:sz w:val="20"/>
          <w:szCs w:val="20"/>
          <w:rtl w:val="0"/>
        </w:rPr>
        <w:t xml:space="preserve">chỉnh thời gian trên máy có bị ảnh hưởng đến chức năng điểm danh k</w:t>
      </w:r>
    </w:p>
    <w:p w:rsidR="00000000" w:rsidDel="00000000" w:rsidP="00000000" w:rsidRDefault="00000000" w:rsidRPr="00000000" w14:paraId="0000003F">
      <w:pPr>
        <w:numPr>
          <w:ilvl w:val="0"/>
          <w:numId w:val="2"/>
        </w:numPr>
        <w:spacing w:after="0" w:afterAutospacing="0" w:before="0" w:beforeAutospacing="0" w:lineRule="auto"/>
        <w:ind w:left="720" w:hanging="360"/>
        <w:rPr>
          <w:sz w:val="20"/>
          <w:szCs w:val="20"/>
        </w:rPr>
      </w:pPr>
      <w:r w:rsidDel="00000000" w:rsidR="00000000" w:rsidRPr="00000000">
        <w:rPr>
          <w:sz w:val="20"/>
          <w:szCs w:val="20"/>
          <w:rtl w:val="0"/>
        </w:rPr>
        <w:t xml:space="preserve">Quản lý đánh giá chất lượng học viên -》 đổi</w:t>
      </w:r>
    </w:p>
    <w:p w:rsidR="00000000" w:rsidDel="00000000" w:rsidP="00000000" w:rsidRDefault="00000000" w:rsidRPr="00000000" w14:paraId="00000040">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thêm nút sửa vào quiz tạo bởi ngân hàng câu hỏi</w:t>
      </w:r>
    </w:p>
    <w:p w:rsidR="00000000" w:rsidDel="00000000" w:rsidP="00000000" w:rsidRDefault="00000000" w:rsidRPr="00000000" w14:paraId="00000041">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xóa input type date trong điểm danh teacher/admin</w:t>
      </w:r>
    </w:p>
    <w:p w:rsidR="00000000" w:rsidDel="00000000" w:rsidP="00000000" w:rsidRDefault="00000000" w:rsidRPr="00000000" w14:paraId="00000042">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thêm ngày hôm nay vào danh sách lịch dạy teacher</w:t>
      </w:r>
    </w:p>
    <w:p w:rsidR="00000000" w:rsidDel="00000000" w:rsidP="00000000" w:rsidRDefault="00000000" w:rsidRPr="00000000" w14:paraId="00000043">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điểm danh bằng giọng nói</w:t>
      </w:r>
    </w:p>
    <w:p w:rsidR="00000000" w:rsidDel="00000000" w:rsidP="00000000" w:rsidRDefault="00000000" w:rsidRPr="00000000" w14:paraId="00000044">
      <w:pPr>
        <w:numPr>
          <w:ilvl w:val="0"/>
          <w:numId w:val="4"/>
        </w:numPr>
        <w:spacing w:after="0" w:afterAutospacing="0" w:before="0" w:beforeAutospacing="0" w:lineRule="auto"/>
        <w:ind w:left="720" w:hanging="360"/>
        <w:rPr>
          <w:sz w:val="20"/>
          <w:szCs w:val="20"/>
        </w:rPr>
      </w:pPr>
      <w:r w:rsidDel="00000000" w:rsidR="00000000" w:rsidRPr="00000000">
        <w:rPr>
          <w:sz w:val="20"/>
          <w:szCs w:val="20"/>
          <w:rtl w:val="0"/>
        </w:rPr>
        <w:t xml:space="preserve">thêm số liệu chứng minh phần lý do lựa chọn đề tài (tt tiếng trung… vô cùng cần thiết , thủ công)</w:t>
      </w:r>
    </w:p>
    <w:p w:rsidR="00000000" w:rsidDel="00000000" w:rsidP="00000000" w:rsidRDefault="00000000" w:rsidRPr="00000000" w14:paraId="00000045">
      <w:pPr>
        <w:numPr>
          <w:ilvl w:val="0"/>
          <w:numId w:val="4"/>
        </w:numPr>
        <w:spacing w:after="0" w:afterAutospacing="0" w:before="0" w:beforeAutospacing="0" w:lineRule="auto"/>
        <w:ind w:left="720" w:hanging="360"/>
        <w:rPr>
          <w:sz w:val="18"/>
          <w:szCs w:val="18"/>
        </w:rPr>
      </w:pPr>
      <w:r w:rsidDel="00000000" w:rsidR="00000000" w:rsidRPr="00000000">
        <w:rPr>
          <w:sz w:val="18"/>
          <w:szCs w:val="18"/>
        </w:rPr>
        <w:drawing>
          <wp:inline distB="114300" distT="114300" distL="114300" distR="114300">
            <wp:extent cx="5731200" cy="4127500"/>
            <wp:effectExtent b="0" l="0" r="0" t="0"/>
            <wp:docPr id="1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đăng nhập bằng google (x)</w:t>
      </w:r>
    </w:p>
    <w:p w:rsidR="00000000" w:rsidDel="00000000" w:rsidP="00000000" w:rsidRDefault="00000000" w:rsidRPr="00000000" w14:paraId="00000047">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tiến độ làm bài (lộc)</w:t>
      </w:r>
    </w:p>
    <w:p w:rsidR="00000000" w:rsidDel="00000000" w:rsidP="00000000" w:rsidRDefault="00000000" w:rsidRPr="00000000" w14:paraId="00000048">
      <w:pPr>
        <w:numPr>
          <w:ilvl w:val="0"/>
          <w:numId w:val="1"/>
        </w:numPr>
        <w:spacing w:after="240" w:before="0" w:beforeAutospacing="0" w:lineRule="auto"/>
        <w:ind w:left="720" w:hanging="360"/>
        <w:rPr>
          <w:sz w:val="18"/>
          <w:szCs w:val="18"/>
        </w:rPr>
      </w:pPr>
      <w:r w:rsidDel="00000000" w:rsidR="00000000" w:rsidRPr="00000000">
        <w:rPr>
          <w:sz w:val="18"/>
          <w:szCs w:val="18"/>
        </w:rPr>
        <w:drawing>
          <wp:inline distB="114300" distT="114300" distL="114300" distR="114300">
            <wp:extent cx="5731200" cy="3581400"/>
            <wp:effectExtent b="0" l="0" r="0" t="0"/>
            <wp:docPr id="1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0"/>
          <w:szCs w:val="20"/>
          <w:rtl w:val="0"/>
        </w:rPr>
        <w:t xml:space="preserve">bộ lọc cho tất cả  (bài điểm kém nhất (student))</w:t>
      </w:r>
    </w:p>
    <w:p w:rsidR="00000000" w:rsidDel="00000000" w:rsidP="00000000" w:rsidRDefault="00000000" w:rsidRPr="00000000" w14:paraId="0000004A">
      <w:pPr>
        <w:rPr>
          <w:sz w:val="20"/>
          <w:szCs w:val="20"/>
        </w:rPr>
      </w:pPr>
      <w:r w:rsidDel="00000000" w:rsidR="00000000" w:rsidRPr="00000000">
        <w:rPr>
          <w:sz w:val="20"/>
          <w:szCs w:val="20"/>
        </w:rPr>
        <w:drawing>
          <wp:inline distB="114300" distT="114300" distL="114300" distR="114300">
            <wp:extent cx="5731200" cy="3581400"/>
            <wp:effectExtent b="0" l="0" r="0" t="0"/>
            <wp:docPr id="2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sz w:val="20"/>
          <w:szCs w:val="20"/>
          <w:rtl w:val="0"/>
        </w:rPr>
        <w:t xml:space="preserve">gv muốn xem tiền lương theo tháng</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commentRangeStart w:id="27"/>
      <w:r w:rsidDel="00000000" w:rsidR="00000000" w:rsidRPr="00000000">
        <w:rPr>
          <w:sz w:val="20"/>
          <w:szCs w:val="20"/>
        </w:rPr>
        <w:drawing>
          <wp:inline distB="114300" distT="114300" distL="114300" distR="114300">
            <wp:extent cx="5731200" cy="4318000"/>
            <wp:effectExtent b="0" l="0" r="0" t="0"/>
            <wp:docPr id="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sz w:val="20"/>
          <w:szCs w:val="20"/>
          <w:rtl w:val="0"/>
        </w:rPr>
        <w:t xml:space="preserve">thống kê điểm danh ở trang chủ admin chưa hoạt động</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footerReference r:id="rId39"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ương Tùng Anh (Tunna Duong)" w:id="17" w:date="2025-08-20T17:15:46Z">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mất tgian nên bỏ qua</w:t>
      </w:r>
    </w:p>
  </w:comment>
  <w:comment w:author="Phạm Linh Chi" w:id="5" w:date="2025-08-20T15:40:18Z">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 bằng cách thêm nút giao bài tập</w:t>
      </w:r>
    </w:p>
  </w:comment>
  <w:comment w:author="Dương Tùng Anh K19 FPL HNA" w:id="26" w:date="2025-08-25T07:15:24Z">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w:t>
      </w:r>
    </w:p>
  </w:comment>
  <w:comment w:author="Phạm Linh Chi" w:id="16" w:date="2025-08-20T15:54:38Z">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Quay lại được mà ???</w:t>
      </w:r>
    </w:p>
  </w:comment>
  <w:comment w:author="Dương Tùng Anh (Tunna Duong)" w:id="18" w:date="2025-08-20T16:29:08Z">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ko phải lỗi. là tính năng autofill của trình duyệt :))</w:t>
      </w:r>
    </w:p>
  </w:comment>
  <w:comment w:id="0" w:date="2025-08-20T17:08:40Z">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Dương Tùng Anh (Tunna Duong) đã phản ứng bằng 😁 lúc 2025-08-20 17:08 CH</w:t>
      </w:r>
    </w:p>
  </w:comment>
  <w:comment w:id="7" w:date="2025-08-20T16:27:38Z">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Anh Hoàng Tuấn đã phản ứng bằng 🙋 lúc 2025-08-20 16:27 CH</w:t>
      </w:r>
    </w:p>
  </w:comment>
  <w:comment w:author="Dương Tùng Anh K19 FPL HNA" w:id="23" w:date="2025-08-25T07:15:51Z">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w:t>
      </w:r>
    </w:p>
  </w:comment>
  <w:comment w:id="6" w:date="2025-08-20T15:17:11Z">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Phạm Linh Chi đã phản ứng bằng ✋ lúc 2025-08-20 15:17 CH</w:t>
      </w:r>
    </w:p>
  </w:comment>
  <w:comment w:author="Đức Hồ" w:id="20" w:date="2025-08-20T16:09:27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Lỗi sửa xong</w:t>
      </w:r>
    </w:p>
  </w:comment>
  <w:comment w:author="Dương Tùng Anh K19 FPL HNA" w:id="1" w:date="2025-08-25T07:40:57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w:t>
      </w:r>
    </w:p>
  </w:comment>
  <w:comment w:author="Anh Hoàng Tuấn" w:id="4" w:date="2025-08-20T16:21:47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Đã fix bằng cách đổi form Số điện thoại bằng chỉ viết đc số</w:t>
      </w:r>
    </w:p>
  </w:comment>
  <w:comment w:author="Phạm Linh Chi" w:id="11" w:date="2025-08-20T16:19:29Z">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 bằng cách thêm thông báo khi tạo thành công bài kiểm tra</w:t>
      </w:r>
    </w:p>
  </w:comment>
  <w:comment w:author="Dương Tùng Anh K19 FPL HNA" w:id="13" w:date="2025-08-25T07:40:16Z">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fixed</w:t>
      </w:r>
    </w:p>
  </w:comment>
  <w:comment w:author="Dương Tùng Anh (Tunna Duong)" w:id="3" w:date="2025-08-19T14:30:46Z">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đã fix bằng cách thêm env</w:t>
      </w:r>
    </w:p>
  </w:comment>
  <w:comment w:author="Phạm Linh Chi" w:id="21" w:date="2025-08-20T15:46:33Z">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nhận được mà</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Dương Tùng Anh (Tunna Duong) đã phản ứng bằng 😮 lúc 2025-08-20 16:27 CH</w:t>
      </w:r>
    </w:p>
  </w:comment>
  <w:comment w:author="Dương Tùng Anh (Tunna Duong)" w:id="22" w:date="2025-08-20T16:26:35Z">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@duchpn00123@gmail.com</w:t>
      </w:r>
    </w:p>
  </w:comment>
  <w:comment w:author="Duy Nguyễn Đức" w:id="24" w:date="2025-08-21T08:04:56Z">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 fix</w:t>
      </w:r>
    </w:p>
  </w:comment>
  <w:comment w:author="Dương Tùng Anh K19 FPL HNA" w:id="25" w:date="2025-08-25T04:07:56Z">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chưa fix nhá</w:t>
      </w:r>
    </w:p>
  </w:comment>
  <w:comment w:id="2" w:date="2025-08-21T08:34:13Z">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Dương Tùng Anh (Tunna Duong) đã phản ứng bằng 🧏 lúc 2025-08-21 08:34 SA</w:t>
      </w:r>
    </w:p>
  </w:comment>
  <w:comment w:author="Phạm Linh Chi" w:id="9" w:date="2025-08-20T16:00:16Z">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không hiểu</w:t>
      </w:r>
    </w:p>
  </w:comment>
  <w:comment w:author="Dương Tùng Anh (Tunna Duong)" w:id="10" w:date="2025-08-20T16:32:06Z">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ý là bấm vào phần chấm bài ko hiện màu xanh dương</w:t>
      </w:r>
    </w:p>
  </w:comment>
  <w:comment w:id="12" w:date="2025-08-25T07:25:48Z">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Tổng cộng 1 phản ứng</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Dương Tùng Anh K19 FPL HNA đã phản ứng bằng 😁 lúc 2025-08-25 07:25 SA</w:t>
      </w:r>
    </w:p>
  </w:comment>
  <w:comment w:author="Dương Tùng Anh K19 FPL HNA" w:id="14" w:date="2025-08-25T07:42:18Z">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tạo bài học và tài nguyên của gv hay admin?</w:t>
      </w:r>
    </w:p>
  </w:comment>
  <w:comment w:author="Phạm Linh Chi" w:id="19" w:date="2025-08-20T15:52:52Z">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có lỗi đâu, nó vẫn bình thường mà</w:t>
      </w:r>
    </w:p>
  </w:comment>
  <w:comment w:author="Anh Hoàng Tuấn" w:id="8" w:date="2025-08-20T16:56:57Z">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đã fix lỗi quản lý học viên nút xóa không hoạt động cộng với thêm điều kiện nếu học viên ở trạng thái đang học thì không được xóa</w:t>
      </w:r>
    </w:p>
  </w:comment>
  <w:comment w:author="Dương Tùng Anh K19 FPL HNA" w:id="27" w:date="2025-08-28T03:16:04Z">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@anhhtpn00019@gmail.com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giúp tao với. xie xie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_Được giao cho anhhtpn00019@gmail.com_</w:t>
      </w:r>
    </w:p>
  </w:comment>
  <w:comment w:author="Dương Tùng Anh (Tunna Duong)" w:id="15" w:date="2025-08-20T16:30:30Z">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chắc do bên production server chưa pull code mới về</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rFonts w:ascii="Times" w:cs="Times" w:eastAsia="Times" w:hAnsi="Times"/>
      <w:b w:val="1"/>
      <w:bCs w:val="1"/>
      <w:sz w:val="26"/>
      <w:szCs w:val="26"/>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240" w:before="240" w:line="276" w:lineRule="auto"/>
      <w:jc w:val="center"/>
    </w:pPr>
    <w:rPr>
      <w:rFonts w:ascii="Times" w:cs="Times" w:eastAsia="Times" w:hAnsi="Times"/>
      <w:b w:val="1"/>
      <w:bCs w:val="1"/>
      <w:sz w:val="31"/>
      <w:szCs w:val="31"/>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4.png"/><Relationship Id="rId21" Type="http://schemas.openxmlformats.org/officeDocument/2006/relationships/image" Target="media/image3.png"/><Relationship Id="rId24" Type="http://schemas.openxmlformats.org/officeDocument/2006/relationships/image" Target="media/image1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26" Type="http://schemas.openxmlformats.org/officeDocument/2006/relationships/image" Target="media/image11.png"/><Relationship Id="rId25" Type="http://schemas.openxmlformats.org/officeDocument/2006/relationships/image" Target="media/image21.png"/><Relationship Id="rId28" Type="http://schemas.openxmlformats.org/officeDocument/2006/relationships/image" Target="media/image4.png"/><Relationship Id="rId27"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image" Target="media/image27.png"/><Relationship Id="rId8" Type="http://schemas.openxmlformats.org/officeDocument/2006/relationships/image" Target="media/image7.png"/><Relationship Id="rId31" Type="http://schemas.openxmlformats.org/officeDocument/2006/relationships/image" Target="media/image8.png"/><Relationship Id="rId30" Type="http://schemas.openxmlformats.org/officeDocument/2006/relationships/image" Target="media/image16.png"/><Relationship Id="rId11" Type="http://schemas.openxmlformats.org/officeDocument/2006/relationships/image" Target="media/image25.png"/><Relationship Id="rId33" Type="http://schemas.openxmlformats.org/officeDocument/2006/relationships/image" Target="media/image32.png"/><Relationship Id="rId10" Type="http://schemas.openxmlformats.org/officeDocument/2006/relationships/image" Target="media/image1.png"/><Relationship Id="rId32" Type="http://schemas.openxmlformats.org/officeDocument/2006/relationships/image" Target="media/image12.jpg"/><Relationship Id="rId13" Type="http://schemas.openxmlformats.org/officeDocument/2006/relationships/image" Target="media/image9.png"/><Relationship Id="rId35" Type="http://schemas.openxmlformats.org/officeDocument/2006/relationships/image" Target="media/image22.png"/><Relationship Id="rId12" Type="http://schemas.openxmlformats.org/officeDocument/2006/relationships/image" Target="media/image26.png"/><Relationship Id="rId34" Type="http://schemas.openxmlformats.org/officeDocument/2006/relationships/image" Target="media/image30.png"/><Relationship Id="rId15" Type="http://schemas.openxmlformats.org/officeDocument/2006/relationships/image" Target="media/image6.png"/><Relationship Id="rId37" Type="http://schemas.openxmlformats.org/officeDocument/2006/relationships/image" Target="media/image29.png"/><Relationship Id="rId14" Type="http://schemas.openxmlformats.org/officeDocument/2006/relationships/image" Target="media/image10.png"/><Relationship Id="rId36" Type="http://schemas.openxmlformats.org/officeDocument/2006/relationships/image" Target="media/image5.png"/><Relationship Id="rId17" Type="http://schemas.openxmlformats.org/officeDocument/2006/relationships/image" Target="media/image28.png"/><Relationship Id="rId39" Type="http://schemas.openxmlformats.org/officeDocument/2006/relationships/footer" Target="footer1.xml"/><Relationship Id="rId16" Type="http://schemas.openxmlformats.org/officeDocument/2006/relationships/image" Target="media/image20.png"/><Relationship Id="rId38"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